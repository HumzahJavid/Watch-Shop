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23BBE923" w:rsidR="00ED7E2A" w:rsidRDefault="00056C4C" w:rsidP="0BB4828A">
      <w:pPr>
        <w:pStyle w:val="NoSpacing"/>
        <w:jc w:val="center"/>
        <w:rPr>
          <w:sz w:val="32"/>
          <w:szCs w:val="32"/>
        </w:rPr>
      </w:pPr>
      <w:r>
        <w:rPr>
          <w:sz w:val="32"/>
          <w:szCs w:val="32"/>
        </w:rPr>
        <w:t xml:space="preserve">Humza </w:t>
      </w:r>
      <w:proofErr w:type="spellStart"/>
      <w:r>
        <w:rPr>
          <w:sz w:val="32"/>
          <w:szCs w:val="32"/>
        </w:rPr>
        <w:t>Javid</w:t>
      </w:r>
      <w:proofErr w:type="spellEnd"/>
      <w:r>
        <w:rPr>
          <w:sz w:val="32"/>
          <w:szCs w:val="32"/>
        </w:rPr>
        <w:t xml:space="preserve"> </w:t>
      </w:r>
      <w:r w:rsidR="00ED7E2A">
        <w:rPr>
          <w:sz w:val="32"/>
          <w:szCs w:val="32"/>
        </w:rPr>
        <w:t xml:space="preserve"> - M00492618</w:t>
      </w:r>
    </w:p>
    <w:p w14:paraId="7CBF2A9D" w14:textId="689DF0CB" w:rsidR="00ED7E2A" w:rsidRDefault="00056C4C" w:rsidP="0BB4828A">
      <w:pPr>
        <w:pStyle w:val="NoSpacing"/>
        <w:jc w:val="center"/>
        <w:rPr>
          <w:sz w:val="32"/>
          <w:szCs w:val="32"/>
        </w:rPr>
      </w:pPr>
      <w:proofErr w:type="spellStart"/>
      <w:r>
        <w:rPr>
          <w:sz w:val="32"/>
          <w:szCs w:val="32"/>
        </w:rPr>
        <w:t>Shabbir</w:t>
      </w:r>
      <w:proofErr w:type="spellEnd"/>
      <w:r>
        <w:rPr>
          <w:sz w:val="32"/>
          <w:szCs w:val="32"/>
        </w:rPr>
        <w:t xml:space="preserve"> </w:t>
      </w:r>
      <w:proofErr w:type="spellStart"/>
      <w:r>
        <w:rPr>
          <w:sz w:val="32"/>
          <w:szCs w:val="32"/>
        </w:rPr>
        <w:t>Mowlah</w:t>
      </w:r>
      <w:proofErr w:type="spellEnd"/>
      <w:r>
        <w:rPr>
          <w:sz w:val="32"/>
          <w:szCs w:val="32"/>
        </w:rPr>
        <w:t xml:space="preserve"> </w:t>
      </w:r>
      <w:r w:rsidR="00ED7E2A">
        <w:rPr>
          <w:sz w:val="32"/>
          <w:szCs w:val="32"/>
        </w:rPr>
        <w:t>– M00506802</w:t>
      </w:r>
    </w:p>
    <w:p w14:paraId="7DBE9C2F" w14:textId="22621DF0"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r>
        <w:rPr>
          <w:sz w:val="32"/>
          <w:szCs w:val="32"/>
        </w:rPr>
        <w:t>Hassen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w:t>
      </w:r>
      <w:proofErr w:type="spellStart"/>
      <w:r>
        <w:t>Patek</w:t>
      </w:r>
      <w:proofErr w:type="spellEnd"/>
      <w:r>
        <w:t xml:space="preserve"> Phillipe, Jaeger </w:t>
      </w:r>
      <w:proofErr w:type="spellStart"/>
      <w:r>
        <w:t>LeCoultre</w:t>
      </w:r>
      <w:proofErr w:type="spellEnd"/>
      <w:r>
        <w:t xml:space="preserve"> </w:t>
      </w:r>
      <w:proofErr w:type="spellStart"/>
      <w:r>
        <w:t>Reverso</w:t>
      </w:r>
      <w:proofErr w:type="spellEnd"/>
      <w:r>
        <w:t xml:space="preserve">, Kari </w:t>
      </w:r>
      <w:proofErr w:type="spellStart"/>
      <w:r>
        <w:t>Vouilainen</w:t>
      </w:r>
      <w:proofErr w:type="spellEnd"/>
      <w:r>
        <w:t xml:space="preserve">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369B3B28" w:rsidR="00D826C2" w:rsidRDefault="00B25D47" w:rsidP="00E824F5">
      <w:pPr>
        <w:pStyle w:val="Standard"/>
        <w:rPr>
          <w:rFonts w:ascii="Calibri" w:eastAsia="Century Gothic" w:hAnsi="Calibri" w:cs="Century Gothic"/>
          <w:szCs w:val="28"/>
        </w:rPr>
      </w:pPr>
      <w:ins w:id="0" w:author="humzah" w:date="2017-04-01T14:12:00Z">
        <w:r>
          <w:rPr>
            <w:noProof/>
            <w:lang w:eastAsia="en-GB" w:bidi="ar-SA"/>
          </w:rPr>
          <w:drawing>
            <wp:inline distT="0" distB="0" distL="0" distR="0" wp14:anchorId="1E4B8181" wp14:editId="3DAD2618">
              <wp:extent cx="5727700" cy="1000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654" b="54938"/>
                      <a:stretch/>
                    </pic:blipFill>
                    <pic:spPr bwMode="auto">
                      <a:xfrm>
                        <a:off x="0" y="0"/>
                        <a:ext cx="5727700" cy="1000125"/>
                      </a:xfrm>
                      <a:prstGeom prst="rect">
                        <a:avLst/>
                      </a:prstGeom>
                      <a:ln>
                        <a:noFill/>
                      </a:ln>
                      <a:extLst>
                        <a:ext uri="{53640926-AAD7-44D8-BBD7-CCE9431645EC}">
                          <a14:shadowObscured xmlns:a14="http://schemas.microsoft.com/office/drawing/2010/main"/>
                        </a:ext>
                      </a:extLst>
                    </pic:spPr>
                  </pic:pic>
                </a:graphicData>
              </a:graphic>
            </wp:inline>
          </w:drawing>
        </w:r>
      </w:ins>
      <w:del w:id="1" w:author="humzah" w:date="2017-04-01T14:12:00Z">
        <w:r w:rsidR="00D826C2" w:rsidDel="00B25D47">
          <w:rPr>
            <w:noProof/>
            <w:lang w:eastAsia="en-GB" w:bidi="ar-SA"/>
          </w:rPr>
          <w:drawing>
            <wp:inline distT="0" distB="0" distL="0" distR="0" wp14:anchorId="0A2D9A5D" wp14:editId="7C392CEB">
              <wp:extent cx="5725794" cy="914400"/>
              <wp:effectExtent l="0" t="0" r="0" b="0"/>
              <wp:docPr id="586822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del>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0FA5E42C" w:rsidR="00D826C2" w:rsidRDefault="00875668" w:rsidP="00D826C2">
      <w:pPr>
        <w:pStyle w:val="Standard"/>
        <w:rPr>
          <w:rFonts w:ascii="Calibri" w:hAnsi="Calibri"/>
          <w:sz w:val="22"/>
        </w:rPr>
      </w:pPr>
      <w:del w:id="2" w:author="humzah" w:date="2017-04-01T14:11:00Z">
        <w:r w:rsidDel="00B25D47">
          <w:rPr>
            <w:noProof/>
            <w:lang w:eastAsia="en-GB" w:bidi="ar-SA"/>
          </w:rPr>
          <w:drawing>
            <wp:inline distT="0" distB="0" distL="0" distR="0" wp14:anchorId="420B2DC3" wp14:editId="6A2F235B">
              <wp:extent cx="5725794" cy="914400"/>
              <wp:effectExtent l="0" t="0" r="0" b="0"/>
              <wp:docPr id="61065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del>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lastRenderedPageBreak/>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3447B623" w14:textId="77777777" w:rsidR="00B25D47" w:rsidRDefault="00B25D47" w:rsidP="0BB4828A">
      <w:pPr>
        <w:pStyle w:val="NoSpacing"/>
        <w:rPr>
          <w:ins w:id="3" w:author="humzah" w:date="2017-04-01T14:14:00Z"/>
          <w:rFonts w:ascii="Calibri" w:eastAsia="Calibri,Century Gothic" w:hAnsi="Calibri" w:cs="Calibri,Century Gothic"/>
          <w:b/>
          <w:bCs/>
        </w:rPr>
      </w:pPr>
    </w:p>
    <w:p w14:paraId="5960C786" w14:textId="387D26D6"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lastRenderedPageBreak/>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03A8938B" w14:textId="77777777" w:rsidR="008C3F0B" w:rsidRPr="008C3F0B" w:rsidDel="00B25D47" w:rsidRDefault="008C3F0B" w:rsidP="008C3F0B">
      <w:pPr>
        <w:pStyle w:val="NoSpacing"/>
        <w:rPr>
          <w:del w:id="4" w:author="humzah" w:date="2017-04-01T14:11:00Z"/>
          <w:rFonts w:ascii="Calibri" w:hAnsi="Calibri"/>
          <w:sz w:val="22"/>
        </w:rPr>
      </w:pPr>
    </w:p>
    <w:p w14:paraId="5C73380A" w14:textId="77777777" w:rsidR="00B77B48" w:rsidDel="00B25D47" w:rsidRDefault="00B77B48" w:rsidP="0BB4828A">
      <w:pPr>
        <w:pStyle w:val="NoSpacing"/>
        <w:rPr>
          <w:del w:id="5" w:author="humzah" w:date="2017-04-01T14:11:00Z"/>
          <w:rFonts w:ascii="Calibri,Century Gothic" w:eastAsia="Calibri,Century Gothic" w:hAnsi="Calibri,Century Gothic" w:cs="Calibri,Century Gothic"/>
          <w:b/>
          <w:bCs/>
        </w:rPr>
      </w:pPr>
    </w:p>
    <w:p w14:paraId="4B39AD93" w14:textId="77777777" w:rsidR="00B77B48" w:rsidDel="00B25D47" w:rsidRDefault="00B77B48" w:rsidP="0BB4828A">
      <w:pPr>
        <w:pStyle w:val="NoSpacing"/>
        <w:rPr>
          <w:del w:id="6" w:author="humzah" w:date="2017-04-01T14:11:00Z"/>
          <w:rFonts w:ascii="Calibri,Century Gothic" w:eastAsia="Calibri,Century Gothic" w:hAnsi="Calibri,Century Gothic" w:cs="Calibri,Century Gothic"/>
          <w:b/>
          <w:bCs/>
        </w:rPr>
      </w:pPr>
    </w:p>
    <w:p w14:paraId="7EC4C75A" w14:textId="77777777" w:rsidR="00B77B48" w:rsidDel="00B25D47" w:rsidRDefault="00B77B48" w:rsidP="0BB4828A">
      <w:pPr>
        <w:pStyle w:val="NoSpacing"/>
        <w:rPr>
          <w:del w:id="7" w:author="humzah" w:date="2017-04-01T14:11:00Z"/>
          <w:rFonts w:ascii="Calibri,Century Gothic" w:eastAsia="Calibri,Century Gothic" w:hAnsi="Calibri,Century Gothic" w:cs="Calibri,Century Gothic"/>
          <w:b/>
          <w:bCs/>
        </w:rPr>
      </w:pPr>
    </w:p>
    <w:p w14:paraId="5E20B790" w14:textId="77777777" w:rsidR="00B77B48" w:rsidDel="00B25D47" w:rsidRDefault="00B77B48" w:rsidP="0BB4828A">
      <w:pPr>
        <w:pStyle w:val="NoSpacing"/>
        <w:rPr>
          <w:del w:id="8" w:author="humzah" w:date="2017-04-01T14:11:00Z"/>
          <w:rFonts w:ascii="Calibri,Century Gothic" w:eastAsia="Calibri,Century Gothic" w:hAnsi="Calibri,Century Gothic" w:cs="Calibri,Century Gothic"/>
          <w:b/>
          <w:bCs/>
        </w:rPr>
      </w:pP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5B83B545" w:rsidR="008C3FEB" w:rsidRDefault="008C3FEB" w:rsidP="008C3F0B">
      <w:pPr>
        <w:pStyle w:val="NoSpacing"/>
        <w:rPr>
          <w:rFonts w:ascii="Calibri" w:hAnsi="Calibri"/>
          <w:sz w:val="22"/>
        </w:rPr>
      </w:pPr>
      <w:del w:id="9" w:author="humzah" w:date="2017-04-01T14:07:00Z">
        <w:r w:rsidDel="00B25D47">
          <w:rPr>
            <w:noProof/>
            <w:lang w:eastAsia="en-GB"/>
          </w:rPr>
          <w:drawing>
            <wp:inline distT="0" distB="0" distL="0" distR="0" wp14:anchorId="5C22BF95" wp14:editId="2BD30BDA">
              <wp:extent cx="5723890" cy="2456815"/>
              <wp:effectExtent l="0" t="0" r="0" b="635"/>
              <wp:docPr id="17526348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725142" cy="2457352"/>
                      </a:xfrm>
                      <a:prstGeom prst="rect">
                        <a:avLst/>
                      </a:prstGeom>
                    </pic:spPr>
                  </pic:pic>
                </a:graphicData>
              </a:graphic>
            </wp:inline>
          </w:drawing>
        </w:r>
      </w:del>
    </w:p>
    <w:p w14:paraId="4BC568B2" w14:textId="35685711" w:rsidR="008C3FEB" w:rsidRDefault="008C3FEB" w:rsidP="008C3F0B">
      <w:pPr>
        <w:pStyle w:val="NoSpacing"/>
        <w:rPr>
          <w:ins w:id="10" w:author="humzah" w:date="2017-04-01T14:09:00Z"/>
          <w:rFonts w:ascii="Calibri" w:hAnsi="Calibri"/>
          <w:sz w:val="22"/>
        </w:rPr>
      </w:pPr>
      <w:r>
        <w:rPr>
          <w:noProof/>
          <w:lang w:eastAsia="en-GB"/>
        </w:rPr>
        <w:drawing>
          <wp:inline distT="0" distB="0" distL="0" distR="0" wp14:anchorId="5BE33A36" wp14:editId="74FD530F">
            <wp:extent cx="5743575" cy="2280920"/>
            <wp:effectExtent l="0" t="0" r="9525"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745051" cy="2281506"/>
                    </a:xfrm>
                    <a:prstGeom prst="rect">
                      <a:avLst/>
                    </a:prstGeom>
                  </pic:spPr>
                </pic:pic>
              </a:graphicData>
            </a:graphic>
          </wp:inline>
        </w:drawing>
      </w:r>
    </w:p>
    <w:p w14:paraId="7EE10150" w14:textId="4217014D" w:rsidR="00B25D47" w:rsidRDefault="00B25D47" w:rsidP="008C3F0B">
      <w:pPr>
        <w:pStyle w:val="NoSpacing"/>
        <w:rPr>
          <w:rFonts w:ascii="Calibri" w:hAnsi="Calibri"/>
          <w:sz w:val="22"/>
        </w:rPr>
      </w:pPr>
      <w:ins w:id="11" w:author="humzah" w:date="2017-04-01T14:09:00Z">
        <w:r>
          <w:rPr>
            <w:noProof/>
            <w:lang w:eastAsia="en-GB"/>
          </w:rPr>
          <w:lastRenderedPageBreak/>
          <w:drawing>
            <wp:inline distT="0" distB="0" distL="0" distR="0" wp14:anchorId="0799BA86" wp14:editId="7F43AC89">
              <wp:extent cx="5727700" cy="3086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ins>
    </w:p>
    <w:p w14:paraId="20F22EDE" w14:textId="220D8411" w:rsidR="00B25D47" w:rsidRDefault="00B25D47" w:rsidP="008C3F0B">
      <w:pPr>
        <w:pStyle w:val="NoSpacing"/>
        <w:rPr>
          <w:ins w:id="12" w:author="humzah" w:date="2017-04-01T14:10:00Z"/>
          <w:rFonts w:ascii="Calibri" w:hAnsi="Calibri"/>
          <w:sz w:val="22"/>
        </w:rPr>
      </w:pPr>
      <w:ins w:id="13" w:author="humzah" w:date="2017-04-01T14:10:00Z">
        <w:r>
          <w:rPr>
            <w:noProof/>
            <w:lang w:eastAsia="en-GB"/>
          </w:rPr>
          <w:drawing>
            <wp:inline distT="0" distB="0" distL="0" distR="0" wp14:anchorId="7B903C44" wp14:editId="5EBDD45C">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86100"/>
                      </a:xfrm>
                      <a:prstGeom prst="rect">
                        <a:avLst/>
                      </a:prstGeom>
                    </pic:spPr>
                  </pic:pic>
                </a:graphicData>
              </a:graphic>
            </wp:inline>
          </w:drawing>
        </w:r>
      </w:ins>
    </w:p>
    <w:p w14:paraId="7421179C" w14:textId="3388C90E" w:rsidR="008C3FEB" w:rsidRDefault="008C3FEB" w:rsidP="008C3F0B">
      <w:pPr>
        <w:pStyle w:val="NoSpacing"/>
        <w:rPr>
          <w:rFonts w:ascii="Calibri" w:hAnsi="Calibri"/>
          <w:sz w:val="22"/>
        </w:rPr>
      </w:pPr>
      <w:del w:id="14" w:author="humzah" w:date="2017-04-01T14:10:00Z">
        <w:r w:rsidDel="00B25D47">
          <w:rPr>
            <w:noProof/>
            <w:lang w:eastAsia="en-GB"/>
          </w:rPr>
          <w:drawing>
            <wp:inline distT="0" distB="0" distL="0" distR="0" wp14:anchorId="2A1AEBC3" wp14:editId="2195ECB0">
              <wp:extent cx="5718808" cy="2174240"/>
              <wp:effectExtent l="0" t="0" r="0" b="10160"/>
              <wp:docPr id="947374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718808" cy="2174240"/>
                      </a:xfrm>
                      <a:prstGeom prst="rect">
                        <a:avLst/>
                      </a:prstGeom>
                    </pic:spPr>
                  </pic:pic>
                </a:graphicData>
              </a:graphic>
            </wp:inline>
          </w:drawing>
        </w:r>
      </w:del>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F7C30A9" w14:textId="0FEB18AF" w:rsidR="00457493" w:rsidRDefault="00A23039" w:rsidP="00A23039">
      <w:pPr>
        <w:pStyle w:val="NoSpacing"/>
        <w:rPr>
          <w:ins w:id="15" w:author="humzah" w:date="2017-04-01T13:52:00Z"/>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images</w:t>
      </w:r>
      <w:del w:id="16" w:author="humzah" w:date="2017-04-01T13:50:00Z">
        <w:r w:rsidR="00155D31" w:rsidDel="00457493">
          <w:rPr>
            <w:rFonts w:ascii="Calibri,Century Gothic" w:eastAsia="Calibri,Century Gothic" w:hAnsi="Calibri,Century Gothic" w:cs="Calibri,Century Gothic"/>
            <w:bCs/>
            <w:szCs w:val="28"/>
          </w:rPr>
          <w:delText>,</w:delText>
        </w:r>
      </w:del>
      <w:r w:rsidR="00155D31">
        <w:rPr>
          <w:rFonts w:ascii="Calibri,Century Gothic" w:eastAsia="Calibri,Century Gothic" w:hAnsi="Calibri,Century Gothic" w:cs="Calibri,Century Gothic"/>
          <w:bCs/>
          <w:szCs w:val="28"/>
        </w:rPr>
        <w:t xml:space="preserve"> </w:t>
      </w:r>
      <w:ins w:id="17" w:author="humzah" w:date="2017-04-01T13:51:00Z">
        <w:r w:rsidR="00457493">
          <w:rPr>
            <w:rFonts w:ascii="Calibri,Century Gothic" w:eastAsia="Calibri,Century Gothic" w:hAnsi="Calibri,Century Gothic" w:cs="Calibri,Century Gothic"/>
            <w:bCs/>
            <w:szCs w:val="28"/>
          </w:rPr>
          <w:t xml:space="preserve">are the </w:t>
        </w:r>
      </w:ins>
      <w:del w:id="18" w:author="humzah" w:date="2017-04-01T13:51:00Z">
        <w:r w:rsidR="00155D31" w:rsidDel="00457493">
          <w:rPr>
            <w:rFonts w:ascii="Calibri,Century Gothic" w:eastAsia="Calibri,Century Gothic" w:hAnsi="Calibri,Century Gothic" w:cs="Calibri,Century Gothic"/>
            <w:bCs/>
            <w:szCs w:val="28"/>
          </w:rPr>
          <w:delText>it</w:delText>
        </w:r>
      </w:del>
      <w:del w:id="19" w:author="humzah" w:date="2017-04-01T13:50:00Z">
        <w:r w:rsidR="00155D31" w:rsidDel="00457493">
          <w:rPr>
            <w:rFonts w:ascii="Calibri,Century Gothic" w:eastAsia="Calibri,Century Gothic" w:hAnsi="Calibri,Century Gothic" w:cs="Calibri,Century Gothic"/>
            <w:bCs/>
            <w:szCs w:val="28"/>
          </w:rPr>
          <w:delText xml:space="preserve"> will show the</w:delText>
        </w:r>
      </w:del>
      <w:ins w:id="20" w:author="humzah" w:date="2017-04-01T13:50:00Z">
        <w:r w:rsidR="00457493">
          <w:rPr>
            <w:rFonts w:ascii="Calibri,Century Gothic" w:eastAsia="Calibri,Century Gothic" w:hAnsi="Calibri,Century Gothic" w:cs="Calibri,Century Gothic"/>
            <w:bCs/>
            <w:szCs w:val="28"/>
          </w:rPr>
          <w:t>collections</w:t>
        </w:r>
      </w:ins>
      <w:r w:rsidR="00155D31">
        <w:rPr>
          <w:rFonts w:ascii="Calibri,Century Gothic" w:eastAsia="Calibri,Century Gothic" w:hAnsi="Calibri,Century Gothic" w:cs="Calibri,Century Gothic"/>
          <w:bCs/>
          <w:szCs w:val="28"/>
        </w:rPr>
        <w:t xml:space="preserve"> Admin</w:t>
      </w:r>
      <w:del w:id="21" w:author="humzah" w:date="2017-04-01T13:50:00Z">
        <w:r w:rsidR="00155D31" w:rsidDel="00457493">
          <w:rPr>
            <w:rFonts w:ascii="Calibri,Century Gothic" w:eastAsia="Calibri,Century Gothic" w:hAnsi="Calibri,Century Gothic" w:cs="Calibri,Century Gothic"/>
            <w:bCs/>
            <w:szCs w:val="28"/>
          </w:rPr>
          <w:delText xml:space="preserve"> document</w:delText>
        </w:r>
      </w:del>
      <w:r>
        <w:rPr>
          <w:rFonts w:ascii="Calibri,Century Gothic" w:eastAsia="Calibri,Century Gothic" w:hAnsi="Calibri,Century Gothic" w:cs="Calibri,Century Gothic"/>
          <w:bCs/>
          <w:szCs w:val="28"/>
        </w:rPr>
        <w:t xml:space="preserve">, </w:t>
      </w:r>
      <w:del w:id="22" w:author="humzah" w:date="2017-04-01T13:47:00Z">
        <w:r w:rsidDel="00457493">
          <w:rPr>
            <w:rFonts w:ascii="Calibri,Century Gothic" w:eastAsia="Calibri,Century Gothic" w:hAnsi="Calibri,Century Gothic" w:cs="Calibri,Century Gothic"/>
            <w:bCs/>
            <w:szCs w:val="28"/>
          </w:rPr>
          <w:delText xml:space="preserve">admin </w:delText>
        </w:r>
      </w:del>
      <w:r>
        <w:rPr>
          <w:rFonts w:ascii="Calibri,Century Gothic" w:eastAsia="Calibri,Century Gothic" w:hAnsi="Calibri,Century Gothic" w:cs="Calibri,Century Gothic"/>
          <w:bCs/>
          <w:szCs w:val="28"/>
        </w:rPr>
        <w:t>customer,</w:t>
      </w:r>
      <w:del w:id="23" w:author="humzah" w:date="2017-04-01T13:51:00Z">
        <w:r w:rsidR="00155D31" w:rsidDel="00457493">
          <w:rPr>
            <w:rFonts w:ascii="Calibri,Century Gothic" w:eastAsia="Calibri,Century Gothic" w:hAnsi="Calibri,Century Gothic" w:cs="Calibri,Century Gothic"/>
            <w:bCs/>
            <w:szCs w:val="28"/>
          </w:rPr>
          <w:delText xml:space="preserve"> admin</w:delText>
        </w:r>
      </w:del>
      <w:r w:rsidR="00155D31">
        <w:rPr>
          <w:rFonts w:ascii="Calibri,Century Gothic" w:eastAsia="Calibri,Century Gothic" w:hAnsi="Calibri,Century Gothic" w:cs="Calibri,Century Gothic"/>
          <w:bCs/>
          <w:szCs w:val="28"/>
        </w:rPr>
        <w:t xml:space="preserve"> product,</w:t>
      </w:r>
      <w:r>
        <w:rPr>
          <w:rFonts w:ascii="Calibri,Century Gothic" w:eastAsia="Calibri,Century Gothic" w:hAnsi="Calibri,Century Gothic" w:cs="Calibri,Century Gothic"/>
          <w:bCs/>
          <w:szCs w:val="28"/>
        </w:rPr>
        <w:t xml:space="preserve"> </w:t>
      </w:r>
      <w:ins w:id="24" w:author="humzah" w:date="2017-04-01T13:54:00Z">
        <w:r w:rsidR="00455CCE">
          <w:rPr>
            <w:rFonts w:ascii="Calibri,Century Gothic" w:eastAsia="Calibri,Century Gothic" w:hAnsi="Calibri,Century Gothic" w:cs="Calibri,Century Gothic"/>
            <w:bCs/>
            <w:szCs w:val="28"/>
          </w:rPr>
          <w:t xml:space="preserve">orders, </w:t>
        </w:r>
      </w:ins>
      <w:r>
        <w:rPr>
          <w:rFonts w:ascii="Calibri,Century Gothic" w:eastAsia="Calibri,Century Gothic" w:hAnsi="Calibri,Century Gothic" w:cs="Calibri,Century Gothic"/>
          <w:bCs/>
          <w:szCs w:val="28"/>
        </w:rPr>
        <w:t>keywords,</w:t>
      </w:r>
      <w:del w:id="25" w:author="humzah" w:date="2017-04-01T13:54:00Z">
        <w:r w:rsidDel="00455CCE">
          <w:rPr>
            <w:rFonts w:ascii="Calibri,Century Gothic" w:eastAsia="Calibri,Century Gothic" w:hAnsi="Calibri,Century Gothic" w:cs="Calibri,Century Gothic"/>
            <w:bCs/>
            <w:szCs w:val="28"/>
          </w:rPr>
          <w:delText xml:space="preserve"> orders</w:delText>
        </w:r>
      </w:del>
    </w:p>
    <w:p w14:paraId="3E15BF5A" w14:textId="77777777" w:rsidR="00457493" w:rsidRDefault="00457493">
      <w:pPr>
        <w:rPr>
          <w:ins w:id="26" w:author="humzah" w:date="2017-04-01T13:52:00Z"/>
          <w:b/>
          <w:bCs/>
          <w:sz w:val="28"/>
          <w:szCs w:val="28"/>
        </w:rPr>
        <w:pPrChange w:id="27" w:author="humzah" w:date="2017-04-01T13:52:00Z">
          <w:pPr>
            <w:pStyle w:val="NoSpacing"/>
          </w:pPr>
        </w:pPrChange>
      </w:pPr>
    </w:p>
    <w:p w14:paraId="1268AA85" w14:textId="0797AD17" w:rsidR="00A23039" w:rsidRPr="00457493" w:rsidRDefault="00457493">
      <w:pPr>
        <w:rPr>
          <w:b/>
          <w:bCs/>
          <w:sz w:val="28"/>
          <w:szCs w:val="28"/>
          <w:rPrChange w:id="28" w:author="humzah" w:date="2017-04-01T13:52:00Z">
            <w:rPr>
              <w:rFonts w:ascii="Calibri,Century Gothic" w:eastAsia="Calibri,Century Gothic" w:hAnsi="Calibri,Century Gothic" w:cs="Calibri,Century Gothic"/>
              <w:bCs/>
              <w:szCs w:val="28"/>
            </w:rPr>
          </w:rPrChange>
        </w:rPr>
        <w:pPrChange w:id="29" w:author="humzah" w:date="2017-04-01T13:52:00Z">
          <w:pPr>
            <w:pStyle w:val="NoSpacing"/>
          </w:pPr>
        </w:pPrChange>
      </w:pPr>
      <w:ins w:id="30" w:author="humzah" w:date="2017-04-01T13:52:00Z">
        <w:r>
          <w:rPr>
            <w:b/>
            <w:bCs/>
            <w:sz w:val="28"/>
            <w:szCs w:val="28"/>
          </w:rPr>
          <w:t>Admin</w:t>
        </w:r>
      </w:ins>
      <w:del w:id="31" w:author="humzah" w:date="2017-04-01T13:51:00Z">
        <w:r w:rsidR="00A23039" w:rsidDel="00457493">
          <w:rPr>
            <w:rFonts w:ascii="Calibri,Century Gothic" w:eastAsia="Calibri,Century Gothic" w:hAnsi="Calibri,Century Gothic" w:cs="Calibri,Century Gothic"/>
            <w:bCs/>
            <w:szCs w:val="28"/>
          </w:rPr>
          <w:delText xml:space="preserve"> and products.</w:delText>
        </w:r>
      </w:del>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47B6B3A2" w:rsidR="00A23039" w:rsidRDefault="00A23039" w:rsidP="00A23039">
      <w:pPr>
        <w:pStyle w:val="NoSpacing"/>
        <w:rPr>
          <w:rFonts w:ascii="Calibri,Century Gothic" w:eastAsia="Calibri,Century Gothic" w:hAnsi="Calibri,Century Gothic" w:cs="Calibri,Century Gothic"/>
          <w:bCs/>
          <w:szCs w:val="28"/>
        </w:rPr>
      </w:pPr>
      <w:del w:id="32" w:author="humzah" w:date="2017-04-01T13:52:00Z">
        <w:r w:rsidDel="00457493">
          <w:rPr>
            <w:rFonts w:ascii="Calibri,Century Gothic" w:eastAsia="Calibri,Century Gothic" w:hAnsi="Calibri,Century Gothic" w:cs="Calibri,Century Gothic"/>
            <w:bCs/>
            <w:szCs w:val="28"/>
          </w:rPr>
          <w:lastRenderedPageBreak/>
          <w:delText xml:space="preserve">Admin </w:delText>
        </w:r>
      </w:del>
      <w:del w:id="33" w:author="humzah" w:date="2017-04-01T13:50:00Z">
        <w:r w:rsidDel="00457493">
          <w:rPr>
            <w:rFonts w:ascii="Calibri,Century Gothic" w:eastAsia="Calibri,Century Gothic" w:hAnsi="Calibri,Century Gothic" w:cs="Calibri,Century Gothic"/>
            <w:bCs/>
            <w:szCs w:val="28"/>
          </w:rPr>
          <w:delText xml:space="preserve">Document </w:delText>
        </w:r>
      </w:del>
    </w:p>
    <w:p w14:paraId="690B6184" w14:textId="77777777" w:rsidR="00A23039" w:rsidRDefault="00A23039" w:rsidP="0BB4828A">
      <w:pPr>
        <w:rPr>
          <w:sz w:val="28"/>
          <w:szCs w:val="28"/>
          <w:u w:val="single"/>
        </w:rPr>
      </w:pPr>
    </w:p>
    <w:p w14:paraId="7BD25368" w14:textId="77777777" w:rsidR="001B6A6D" w:rsidDel="00455CCE" w:rsidRDefault="001B6A6D" w:rsidP="001B6A6D">
      <w:pPr>
        <w:rPr>
          <w:del w:id="34" w:author="humzah" w:date="2017-04-01T13:53:00Z"/>
          <w:b/>
          <w:bCs/>
          <w:sz w:val="28"/>
          <w:szCs w:val="28"/>
          <w:u w:val="single"/>
        </w:rPr>
      </w:pPr>
    </w:p>
    <w:p w14:paraId="12FC46BE" w14:textId="77777777" w:rsidR="00AF3414" w:rsidDel="00455CCE" w:rsidRDefault="00AF3414" w:rsidP="0BB4828A">
      <w:pPr>
        <w:rPr>
          <w:del w:id="35" w:author="humzah" w:date="2017-04-01T13:53:00Z"/>
          <w:b/>
          <w:bCs/>
          <w:sz w:val="28"/>
          <w:szCs w:val="28"/>
        </w:rPr>
      </w:pPr>
    </w:p>
    <w:p w14:paraId="7332A210" w14:textId="77777777" w:rsidR="00AF3414" w:rsidDel="00455CCE" w:rsidRDefault="00AF3414" w:rsidP="0BB4828A">
      <w:pPr>
        <w:rPr>
          <w:del w:id="36" w:author="humzah" w:date="2017-04-01T13:53:00Z"/>
          <w:b/>
          <w:bCs/>
          <w:sz w:val="28"/>
          <w:szCs w:val="28"/>
        </w:rPr>
      </w:pPr>
    </w:p>
    <w:p w14:paraId="7880451B" w14:textId="0E090520" w:rsidR="00AF3414" w:rsidDel="00455CCE" w:rsidRDefault="00AF3414" w:rsidP="0BB4828A">
      <w:pPr>
        <w:rPr>
          <w:del w:id="37" w:author="humzah" w:date="2017-04-01T13:53:00Z"/>
          <w:b/>
          <w:bCs/>
          <w:sz w:val="28"/>
          <w:szCs w:val="28"/>
        </w:rPr>
      </w:pPr>
    </w:p>
    <w:p w14:paraId="0B164C6F" w14:textId="77777777" w:rsidR="00455CCE" w:rsidRDefault="00455CCE" w:rsidP="0BB4828A">
      <w:pPr>
        <w:rPr>
          <w:ins w:id="38" w:author="humzah" w:date="2017-04-01T13:53:00Z"/>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2479DBD7" w:rsidR="00ED41BE" w:rsidRDefault="00ED41BE" w:rsidP="00C63735">
      <w:del w:id="39" w:author="humzah" w:date="2017-04-01T13:52:00Z">
        <w:r w:rsidDel="00457493">
          <w:delText>Product table</w:delText>
        </w:r>
      </w:del>
    </w:p>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01E5BEB6" w14:textId="77777777" w:rsidR="00457493" w:rsidDel="00457493" w:rsidRDefault="00457493" w:rsidP="00457493">
      <w:pPr>
        <w:rPr>
          <w:del w:id="40" w:author="humzah" w:date="2017-04-01T13:51:00Z"/>
          <w:moveTo w:id="41" w:author="humzah" w:date="2017-04-01T13:51:00Z"/>
          <w:b/>
          <w:bCs/>
          <w:sz w:val="28"/>
          <w:szCs w:val="28"/>
        </w:rPr>
      </w:pPr>
      <w:moveToRangeStart w:id="42" w:author="humzah" w:date="2017-04-01T13:51:00Z" w:name="move478818031"/>
      <w:moveTo w:id="43" w:author="humzah" w:date="2017-04-01T13:51:00Z">
        <w:r>
          <w:rPr>
            <w:b/>
            <w:bCs/>
            <w:sz w:val="28"/>
            <w:szCs w:val="28"/>
          </w:rPr>
          <w:t>Keywords</w:t>
        </w:r>
      </w:moveTo>
    </w:p>
    <w:moveToRangeEnd w:id="42"/>
    <w:p w14:paraId="3A08B034" w14:textId="77777777" w:rsidR="00B05C7A" w:rsidRDefault="00B05C7A" w:rsidP="0BB4828A">
      <w:pPr>
        <w:rPr>
          <w:b/>
          <w:bCs/>
          <w:sz w:val="28"/>
          <w:szCs w:val="28"/>
        </w:rPr>
      </w:pP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lastRenderedPageBreak/>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571E460C" w14:textId="68619032" w:rsidR="00B05C7A" w:rsidDel="00457493" w:rsidRDefault="00B05C7A" w:rsidP="0BB4828A">
      <w:pPr>
        <w:rPr>
          <w:moveFrom w:id="44" w:author="humzah" w:date="2017-04-01T13:51:00Z"/>
          <w:b/>
          <w:bCs/>
          <w:sz w:val="28"/>
          <w:szCs w:val="28"/>
        </w:rPr>
      </w:pPr>
      <w:moveFromRangeStart w:id="45" w:author="humzah" w:date="2017-04-01T13:51:00Z" w:name="move478818031"/>
      <w:moveFrom w:id="46" w:author="humzah" w:date="2017-04-01T13:51:00Z">
        <w:r w:rsidDel="00457493">
          <w:rPr>
            <w:b/>
            <w:bCs/>
            <w:sz w:val="28"/>
            <w:szCs w:val="28"/>
          </w:rPr>
          <w:t>Keywords</w:t>
        </w:r>
      </w:moveFrom>
    </w:p>
    <w:moveFromRangeEnd w:id="45"/>
    <w:p w14:paraId="11781E03" w14:textId="77777777" w:rsidR="00B05C7A" w:rsidRDefault="00B05C7A" w:rsidP="0BB4828A">
      <w:pPr>
        <w:rPr>
          <w:b/>
          <w:bCs/>
          <w:sz w:val="28"/>
          <w:szCs w:val="28"/>
        </w:rPr>
      </w:pPr>
    </w:p>
    <w:p w14:paraId="388CAF37" w14:textId="77777777" w:rsidR="00457493" w:rsidRDefault="00457493" w:rsidP="7C4E7CD4">
      <w:pPr>
        <w:pStyle w:val="NoSpacing"/>
        <w:rPr>
          <w:ins w:id="47" w:author="humzah" w:date="2017-04-01T13:51:00Z"/>
          <w:b/>
          <w:bCs/>
          <w:sz w:val="28"/>
          <w:szCs w:val="28"/>
        </w:rPr>
      </w:pPr>
    </w:p>
    <w:p w14:paraId="65082D11" w14:textId="77777777" w:rsidR="00457493" w:rsidRDefault="00457493" w:rsidP="7C4E7CD4">
      <w:pPr>
        <w:pStyle w:val="NoSpacing"/>
        <w:rPr>
          <w:ins w:id="48" w:author="humzah" w:date="2017-04-01T13:51:00Z"/>
          <w:b/>
          <w:bCs/>
          <w:sz w:val="28"/>
          <w:szCs w:val="28"/>
        </w:rPr>
      </w:pPr>
    </w:p>
    <w:p w14:paraId="2B3C6DCC" w14:textId="77777777" w:rsidR="00457493" w:rsidRDefault="00457493" w:rsidP="7C4E7CD4">
      <w:pPr>
        <w:pStyle w:val="NoSpacing"/>
        <w:rPr>
          <w:ins w:id="49" w:author="humzah" w:date="2017-04-01T13:51:00Z"/>
          <w:b/>
          <w:bCs/>
          <w:sz w:val="28"/>
          <w:szCs w:val="28"/>
        </w:rPr>
      </w:pPr>
    </w:p>
    <w:p w14:paraId="5EFA2F76" w14:textId="05B5D1C0" w:rsidR="00C63735" w:rsidDel="00457493" w:rsidRDefault="0BB4828A" w:rsidP="0BB4828A">
      <w:pPr>
        <w:rPr>
          <w:del w:id="50" w:author="humzah" w:date="2017-04-01T13:51:00Z"/>
          <w:b/>
          <w:bCs/>
          <w:sz w:val="28"/>
          <w:szCs w:val="28"/>
        </w:rPr>
      </w:pPr>
      <w:del w:id="51" w:author="humzah" w:date="2017-04-01T13:51:00Z">
        <w:r w:rsidRPr="0BB4828A" w:rsidDel="00457493">
          <w:rPr>
            <w:b/>
            <w:bCs/>
            <w:sz w:val="28"/>
            <w:szCs w:val="28"/>
          </w:rPr>
          <w:delText>Cart</w:delText>
        </w:r>
      </w:del>
    </w:p>
    <w:p w14:paraId="3B5A3A8B" w14:textId="673F9F78" w:rsidR="7C4E7CD4" w:rsidDel="00457493" w:rsidRDefault="00AF3414">
      <w:pPr>
        <w:rPr>
          <w:del w:id="52" w:author="humzah" w:date="2017-04-01T13:51:00Z"/>
        </w:rPr>
      </w:pPr>
      <w:del w:id="53" w:author="humzah" w:date="2017-04-01T13:51:00Z">
        <w:r w:rsidDel="00457493">
          <w:delText>O</w:delText>
        </w:r>
        <w:r w:rsidR="7C4E7CD4" w:rsidDel="00457493">
          <w:delText>ur shopping cart collection which include product ID, and quantities. Moreover, the shopping in important for the customer. He</w:delText>
        </w:r>
        <w:r w:rsidR="00524A74" w:rsidDel="00457493">
          <w:delText xml:space="preserve"> </w:delText>
        </w:r>
        <w:r w:rsidR="7C4E7CD4" w:rsidDel="00457493">
          <w:delText>/</w:delText>
        </w:r>
        <w:r w:rsidR="00524A74" w:rsidDel="00457493">
          <w:delText xml:space="preserve"> </w:delText>
        </w:r>
        <w:r w:rsidR="7C4E7CD4" w:rsidDel="00457493">
          <w:delText>She Enable to see what product the customer bought and how many.</w:delText>
        </w:r>
      </w:del>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0DACBEEB" w14:textId="77777777" w:rsidR="00455CCE" w:rsidRDefault="00455CCE" w:rsidP="00FA3E8F">
      <w:pPr>
        <w:pStyle w:val="NoSpacing"/>
        <w:rPr>
          <w:ins w:id="54" w:author="humzah" w:date="2017-04-01T13:55:00Z"/>
          <w:rFonts w:ascii="Calibri,Century Gothic" w:eastAsia="Calibri,Century Gothic" w:hAnsi="Calibri,Century Gothic" w:cs="Calibri,Century Gothic"/>
          <w:b/>
          <w:bCs/>
          <w:sz w:val="28"/>
          <w:szCs w:val="28"/>
        </w:rPr>
      </w:pPr>
    </w:p>
    <w:p w14:paraId="582421B5" w14:textId="5EA22686"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A762A8F"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ins w:id="55" w:author="humzah" w:date="2017-04-01T13:55:00Z">
        <w:r w:rsidR="00455CCE">
          <w:rPr>
            <w:rFonts w:ascii="Calibri,Century Gothic" w:eastAsia="Calibri,Century Gothic" w:hAnsi="Calibri,Century Gothic" w:cs="Calibri,Century Gothic"/>
            <w:bCs/>
            <w:szCs w:val="28"/>
          </w:rPr>
          <w:t>, they can also clear the basket.</w:t>
        </w:r>
      </w:ins>
    </w:p>
    <w:p w14:paraId="226F04CA" w14:textId="2A89BF69" w:rsidR="00D75AFE" w:rsidRDefault="00D75AFE" w:rsidP="7C4E7CD4">
      <w:pPr>
        <w:pStyle w:val="NoSpacing"/>
        <w:rPr>
          <w:ins w:id="56" w:author="humzah" w:date="2017-04-01T13:55:00Z"/>
          <w:rFonts w:ascii="Calibri,Century Gothic" w:eastAsia="Calibri,Century Gothic" w:hAnsi="Calibri,Century Gothic" w:cs="Calibri,Century Gothic"/>
          <w:b/>
          <w:bCs/>
          <w:sz w:val="28"/>
          <w:szCs w:val="28"/>
        </w:rPr>
      </w:pPr>
    </w:p>
    <w:p w14:paraId="773D6FB6" w14:textId="77777777" w:rsidR="00FA524A" w:rsidRDefault="00FA524A" w:rsidP="7C4E7CD4">
      <w:pPr>
        <w:pStyle w:val="NoSpacing"/>
        <w:rPr>
          <w:ins w:id="57" w:author="humzah" w:date="2017-04-01T13:55:00Z"/>
          <w:rFonts w:ascii="Calibri,Century Gothic" w:eastAsia="Calibri,Century Gothic" w:hAnsi="Calibri,Century Gothic" w:cs="Calibri,Century Gothic"/>
          <w:b/>
          <w:bCs/>
          <w:szCs w:val="28"/>
        </w:rPr>
      </w:pPr>
      <w:ins w:id="58" w:author="humzah" w:date="2017-04-01T13:55:00Z">
        <w:r>
          <w:rPr>
            <w:rFonts w:ascii="Calibri,Century Gothic" w:eastAsia="Calibri,Century Gothic" w:hAnsi="Calibri,Century Gothic" w:cs="Calibri,Century Gothic"/>
            <w:b/>
            <w:bCs/>
            <w:szCs w:val="28"/>
          </w:rPr>
          <w:t>Redirecting user</w:t>
        </w:r>
      </w:ins>
    </w:p>
    <w:p w14:paraId="09387401" w14:textId="77777777" w:rsidR="00FA524A" w:rsidRDefault="00FA524A" w:rsidP="7C4E7CD4">
      <w:pPr>
        <w:pStyle w:val="NoSpacing"/>
        <w:rPr>
          <w:ins w:id="59" w:author="humzah" w:date="2017-04-01T13:55:00Z"/>
          <w:rFonts w:ascii="Calibri,Century Gothic" w:eastAsia="Calibri,Century Gothic" w:hAnsi="Calibri,Century Gothic" w:cs="Calibri,Century Gothic"/>
          <w:bCs/>
          <w:szCs w:val="28"/>
        </w:rPr>
      </w:pPr>
      <w:ins w:id="60" w:author="humzah" w:date="2017-04-01T13:55:00Z">
        <w:r>
          <w:rPr>
            <w:rFonts w:ascii="Calibri,Century Gothic" w:eastAsia="Calibri,Century Gothic" w:hAnsi="Calibri,Century Gothic" w:cs="Calibri,Century Gothic"/>
            <w:bCs/>
            <w:szCs w:val="28"/>
          </w:rPr>
          <w:t>Certain pages/features of the website cannot be accessed until certain conditions have been met. To prevent these pages/features being accessed the user is greeted with a message and is redirecting to another page. An example of this is when a user tries to view past orders or view/edit their details. If they are not logged in the user is redirected to the login page.</w:t>
        </w:r>
      </w:ins>
    </w:p>
    <w:p w14:paraId="1060E6C9" w14:textId="77777777" w:rsidR="005E6FFF" w:rsidRDefault="005E6FFF" w:rsidP="7C4E7CD4">
      <w:pPr>
        <w:pStyle w:val="NoSpacing"/>
        <w:rPr>
          <w:ins w:id="61" w:author="humzah" w:date="2017-04-01T13:58:00Z"/>
          <w:rFonts w:ascii="Calibri,Century Gothic" w:eastAsia="Calibri,Century Gothic" w:hAnsi="Calibri,Century Gothic" w:cs="Calibri,Century Gothic"/>
          <w:bCs/>
          <w:szCs w:val="28"/>
        </w:rPr>
      </w:pPr>
    </w:p>
    <w:p w14:paraId="22C8B79C" w14:textId="77777777" w:rsidR="005E6FFF" w:rsidRDefault="005E6FFF" w:rsidP="7C4E7CD4">
      <w:pPr>
        <w:pStyle w:val="NoSpacing"/>
        <w:rPr>
          <w:ins w:id="62" w:author="humzah" w:date="2017-04-01T13:58:00Z"/>
          <w:rFonts w:ascii="Calibri,Century Gothic" w:eastAsia="Calibri,Century Gothic" w:hAnsi="Calibri,Century Gothic" w:cs="Calibri,Century Gothic"/>
          <w:b/>
          <w:bCs/>
          <w:szCs w:val="28"/>
        </w:rPr>
      </w:pPr>
      <w:ins w:id="63" w:author="humzah" w:date="2017-04-01T13:58:00Z">
        <w:r>
          <w:rPr>
            <w:rFonts w:ascii="Calibri,Century Gothic" w:eastAsia="Calibri,Century Gothic" w:hAnsi="Calibri,Century Gothic" w:cs="Calibri,Century Gothic"/>
            <w:b/>
            <w:bCs/>
            <w:szCs w:val="28"/>
          </w:rPr>
          <w:t>Auto generated IDs</w:t>
        </w:r>
      </w:ins>
    </w:p>
    <w:p w14:paraId="0180F2C5" w14:textId="12281853" w:rsidR="00FA524A" w:rsidRPr="00FA524A" w:rsidRDefault="005E6FFF" w:rsidP="7C4E7CD4">
      <w:pPr>
        <w:pStyle w:val="NoSpacing"/>
        <w:rPr>
          <w:rFonts w:ascii="Calibri,Century Gothic" w:eastAsia="Calibri,Century Gothic" w:hAnsi="Calibri,Century Gothic" w:cs="Calibri,Century Gothic"/>
          <w:b/>
          <w:bCs/>
          <w:szCs w:val="28"/>
          <w:rPrChange w:id="64" w:author="humzah" w:date="2017-04-01T13:55:00Z">
            <w:rPr>
              <w:rFonts w:ascii="Calibri,Century Gothic" w:eastAsia="Calibri,Century Gothic" w:hAnsi="Calibri,Century Gothic" w:cs="Calibri,Century Gothic"/>
              <w:b/>
              <w:bCs/>
              <w:sz w:val="28"/>
              <w:szCs w:val="28"/>
            </w:rPr>
          </w:rPrChange>
        </w:rPr>
      </w:pPr>
      <w:ins w:id="65" w:author="humzah" w:date="2017-04-01T13:58:00Z">
        <w:r>
          <w:rPr>
            <w:rFonts w:ascii="Calibri,Century Gothic" w:eastAsia="Calibri,Century Gothic" w:hAnsi="Calibri,Century Gothic" w:cs="Calibri,Century Gothic"/>
            <w:bCs/>
            <w:szCs w:val="28"/>
          </w:rPr>
          <w:t xml:space="preserve">The </w:t>
        </w:r>
        <w:proofErr w:type="spellStart"/>
        <w:r>
          <w:rPr>
            <w:rFonts w:ascii="Calibri,Century Gothic" w:eastAsia="Calibri,Century Gothic" w:hAnsi="Calibri,Century Gothic" w:cs="Calibri,Century Gothic"/>
            <w:bCs/>
            <w:szCs w:val="28"/>
          </w:rPr>
          <w:t>mongoID</w:t>
        </w:r>
        <w:proofErr w:type="spellEnd"/>
        <w:r>
          <w:rPr>
            <w:rFonts w:ascii="Calibri,Century Gothic" w:eastAsia="Calibri,Century Gothic" w:hAnsi="Calibri,Century Gothic" w:cs="Calibri,Century Gothic"/>
            <w:bCs/>
            <w:szCs w:val="28"/>
          </w:rPr>
          <w:t xml:space="preserve"> is difficult to use </w:t>
        </w:r>
      </w:ins>
      <w:ins w:id="66" w:author="humzah" w:date="2017-04-01T13:59:00Z">
        <w:r>
          <w:rPr>
            <w:rFonts w:ascii="Calibri,Century Gothic" w:eastAsia="Calibri,Century Gothic" w:hAnsi="Calibri,Century Gothic" w:cs="Calibri,Century Gothic"/>
            <w:bCs/>
            <w:szCs w:val="28"/>
          </w:rPr>
          <w:t>in the CMS so each</w:t>
        </w:r>
      </w:ins>
      <w:ins w:id="67" w:author="humzah" w:date="2017-04-01T14:00:00Z">
        <w:r>
          <w:rPr>
            <w:rFonts w:ascii="Calibri,Century Gothic" w:eastAsia="Calibri,Century Gothic" w:hAnsi="Calibri,Century Gothic" w:cs="Calibri,Century Gothic"/>
            <w:bCs/>
            <w:szCs w:val="28"/>
          </w:rPr>
          <w:t xml:space="preserve"> customer, order and product is assigned an ID numbered from 001 to 999. </w:t>
        </w:r>
      </w:ins>
      <w:ins w:id="68" w:author="humzah" w:date="2017-04-01T14:01:00Z">
        <w:r>
          <w:rPr>
            <w:rFonts w:ascii="Calibri,Century Gothic" w:eastAsia="Calibri,Century Gothic" w:hAnsi="Calibri,Century Gothic" w:cs="Calibri,Century Gothic"/>
            <w:bCs/>
            <w:szCs w:val="28"/>
          </w:rPr>
          <w:t xml:space="preserve">This is done via Two functions in the </w:t>
        </w:r>
        <w:proofErr w:type="spellStart"/>
        <w:r>
          <w:rPr>
            <w:rFonts w:ascii="Calibri,Century Gothic" w:eastAsia="Calibri,Century Gothic" w:hAnsi="Calibri,Century Gothic" w:cs="Calibri,Century Gothic"/>
            <w:bCs/>
            <w:szCs w:val="28"/>
          </w:rPr>
          <w:t>common.php</w:t>
        </w:r>
        <w:proofErr w:type="spellEnd"/>
        <w:r>
          <w:rPr>
            <w:rFonts w:ascii="Calibri,Century Gothic" w:eastAsia="Calibri,Century Gothic" w:hAnsi="Calibri,Century Gothic" w:cs="Calibri,Century Gothic"/>
            <w:bCs/>
            <w:szCs w:val="28"/>
          </w:rPr>
          <w:t xml:space="preserve"> file </w:t>
        </w:r>
      </w:ins>
      <w:ins w:id="69" w:author="humzah" w:date="2017-04-01T14:00:00Z">
        <w:r>
          <w:rPr>
            <w:rFonts w:ascii="Calibri,Century Gothic" w:eastAsia="Calibri,Century Gothic" w:hAnsi="Calibri,Century Gothic" w:cs="Calibri,Century Gothic"/>
            <w:bCs/>
            <w:szCs w:val="28"/>
          </w:rPr>
          <w:t xml:space="preserve"> </w:t>
        </w:r>
      </w:ins>
      <w:ins w:id="70" w:author="humzah" w:date="2017-04-01T13:59:00Z">
        <w:r>
          <w:rPr>
            <w:rFonts w:ascii="Calibri,Century Gothic" w:eastAsia="Calibri,Century Gothic" w:hAnsi="Calibri,Century Gothic" w:cs="Calibri,Century Gothic"/>
            <w:bCs/>
            <w:szCs w:val="28"/>
          </w:rPr>
          <w:t xml:space="preserve"> </w:t>
        </w:r>
      </w:ins>
      <w:ins w:id="71" w:author="humzah" w:date="2017-04-01T13:55:00Z">
        <w:r w:rsidR="00FA524A">
          <w:rPr>
            <w:rFonts w:ascii="Calibri,Century Gothic" w:eastAsia="Calibri,Century Gothic" w:hAnsi="Calibri,Century Gothic" w:cs="Calibri,Century Gothic"/>
            <w:b/>
            <w:bCs/>
            <w:szCs w:val="28"/>
          </w:rPr>
          <w:t xml:space="preserve"> </w:t>
        </w:r>
      </w:ins>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search for products by keywords. The results can be sorted by different criteria e.g.(price,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lastRenderedPageBreak/>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was prone to NoSQl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proofErr w:type="spellStart"/>
      <w:r w:rsidRPr="00881144">
        <w:rPr>
          <w:rFonts w:ascii="Consolas" w:eastAsia="Times New Roman" w:hAnsi="Consolas" w:cs="Times New Roman"/>
          <w:color w:val="000000" w:themeColor="text1"/>
          <w:sz w:val="18"/>
          <w:szCs w:val="18"/>
          <w:lang w:eastAsia="en-GB"/>
        </w:rPr>
        <w:t>filter_input</w:t>
      </w:r>
      <w:proofErr w:type="spellEnd"/>
      <w:r w:rsidRPr="00881144">
        <w:rPr>
          <w:rFonts w:ascii="Consolas" w:eastAsia="Times New Roman" w:hAnsi="Consolas" w:cs="Times New Roman"/>
          <w:color w:val="000000" w:themeColor="text1"/>
          <w:sz w:val="18"/>
          <w:szCs w:val="18"/>
          <w:shd w:val="clear" w:color="auto" w:fill="FFFFFF"/>
          <w:lang w:eastAsia="en-GB"/>
        </w:rPr>
        <w:t>(</w:t>
      </w:r>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proofErr w:type="spellStart"/>
      <w:r w:rsidRPr="009C2788">
        <w:rPr>
          <w:rFonts w:ascii="Consolas" w:eastAsia="Times New Roman" w:hAnsi="Consolas" w:cs="Times New Roman"/>
          <w:color w:val="000000" w:themeColor="text1"/>
          <w:sz w:val="18"/>
          <w:szCs w:val="18"/>
          <w:lang w:eastAsia="en-GB"/>
        </w:rPr>
        <w:t>filter_input</w:t>
      </w:r>
      <w:proofErr w:type="spellEnd"/>
      <w:r w:rsidRPr="009C2788">
        <w:rPr>
          <w:rFonts w:ascii="Consolas" w:eastAsia="Times New Roman" w:hAnsi="Consolas" w:cs="Times New Roman"/>
          <w:color w:val="000000" w:themeColor="text1"/>
          <w:sz w:val="18"/>
          <w:szCs w:val="18"/>
          <w:shd w:val="clear" w:color="auto" w:fill="FFFFFF"/>
          <w:lang w:eastAsia="en-GB"/>
        </w:rPr>
        <w:t>(</w:t>
      </w:r>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 xml:space="preserve">When using </w:t>
      </w:r>
      <w:proofErr w:type="spellStart"/>
      <w:r w:rsidR="00F70961">
        <w:rPr>
          <w:rFonts w:ascii="Times New Roman" w:eastAsia="Times New Roman" w:hAnsi="Times New Roman" w:cs="Times New Roman"/>
          <w:lang w:eastAsia="en-GB"/>
        </w:rPr>
        <w:t>php</w:t>
      </w:r>
      <w:proofErr w:type="spellEnd"/>
      <w:r w:rsidR="00F70961">
        <w:rPr>
          <w:rFonts w:ascii="Times New Roman" w:eastAsia="Times New Roman" w:hAnsi="Times New Roman" w:cs="Times New Roman"/>
          <w:lang w:eastAsia="en-GB"/>
        </w:rPr>
        <w:t xml:space="preserve">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4AC3CE4" w14:textId="77777777" w:rsidR="00B25D47" w:rsidRDefault="00B25D47">
      <w:pPr>
        <w:rPr>
          <w:ins w:id="72" w:author="humzah" w:date="2017-04-01T14:15:00Z"/>
          <w:rFonts w:ascii="Times New Roman" w:eastAsia="Times New Roman" w:hAnsi="Times New Roman" w:cs="Times New Roman"/>
          <w:b/>
          <w:sz w:val="36"/>
          <w:u w:val="single"/>
          <w:lang w:eastAsia="en-GB"/>
        </w:rPr>
      </w:pPr>
      <w:ins w:id="73" w:author="humzah" w:date="2017-04-01T14:15:00Z">
        <w:r>
          <w:rPr>
            <w:rFonts w:ascii="Times New Roman" w:eastAsia="Times New Roman" w:hAnsi="Times New Roman" w:cs="Times New Roman"/>
            <w:b/>
            <w:sz w:val="36"/>
            <w:u w:val="single"/>
            <w:lang w:eastAsia="en-GB"/>
          </w:rPr>
          <w:br w:type="page"/>
        </w:r>
      </w:ins>
    </w:p>
    <w:p w14:paraId="6C0A4A11" w14:textId="3EA8DA2F" w:rsidR="00A23039" w:rsidRDefault="00A23039" w:rsidP="00881144">
      <w:pPr>
        <w:rPr>
          <w:ins w:id="74" w:author="humzah" w:date="2017-04-01T14:15:00Z"/>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lastRenderedPageBreak/>
        <w:t>Testing</w:t>
      </w:r>
      <w:r w:rsidR="00301555" w:rsidRPr="006E3D0D">
        <w:rPr>
          <w:rFonts w:ascii="Times New Roman" w:eastAsia="Times New Roman" w:hAnsi="Times New Roman" w:cs="Times New Roman"/>
          <w:b/>
          <w:sz w:val="36"/>
          <w:u w:val="single"/>
          <w:lang w:eastAsia="en-GB"/>
        </w:rPr>
        <w:t>:</w:t>
      </w:r>
    </w:p>
    <w:p w14:paraId="6EC7115E" w14:textId="70C64F2A" w:rsidR="00B25D47" w:rsidRDefault="00B25D47" w:rsidP="00881144">
      <w:pPr>
        <w:rPr>
          <w:ins w:id="75" w:author="humzah" w:date="2017-04-01T14:15:00Z"/>
          <w:rFonts w:ascii="Times New Roman" w:eastAsia="Times New Roman" w:hAnsi="Times New Roman" w:cs="Times New Roman"/>
          <w:b/>
          <w:sz w:val="36"/>
          <w:u w:val="single"/>
          <w:lang w:eastAsia="en-GB"/>
        </w:rPr>
      </w:pPr>
    </w:p>
    <w:p w14:paraId="02D7E86F" w14:textId="09EC7F25" w:rsidR="00B25D47" w:rsidRPr="006E3D0D" w:rsidRDefault="00B25D47" w:rsidP="00881144">
      <w:pPr>
        <w:rPr>
          <w:rFonts w:ascii="Times New Roman" w:eastAsia="Times New Roman" w:hAnsi="Times New Roman" w:cs="Times New Roman"/>
          <w:b/>
          <w:sz w:val="36"/>
          <w:u w:val="single"/>
          <w:lang w:eastAsia="en-GB"/>
        </w:rPr>
      </w:pPr>
      <w:ins w:id="76" w:author="humzah" w:date="2017-04-01T14:15:00Z">
        <w:r>
          <w:rPr>
            <w:rFonts w:ascii="Times New Roman" w:eastAsia="Times New Roman" w:hAnsi="Times New Roman" w:cs="Times New Roman"/>
            <w:b/>
            <w:sz w:val="36"/>
            <w:u w:val="single"/>
            <w:lang w:eastAsia="en-GB"/>
          </w:rPr>
          <w:t>HTML/CSS Validation</w:t>
        </w:r>
      </w:ins>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lastRenderedPageBreak/>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lastRenderedPageBreak/>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lastRenderedPageBreak/>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lang w:eastAsia="en-GB"/>
        </w:rPr>
        <w:lastRenderedPageBreak/>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24EA5D98" w:rsidR="00205093" w:rsidRDefault="00B25D47" w:rsidP="0001124C">
      <w:ins w:id="77" w:author="humzah" w:date="2017-04-01T14:16:00Z">
        <w:r>
          <w:t>Validation for CSS</w:t>
        </w:r>
      </w:ins>
      <w:del w:id="78" w:author="humzah" w:date="2017-04-01T14:16:00Z">
        <w:r w:rsidR="00AD6DF4" w:rsidDel="00B25D47">
          <w:delText xml:space="preserve">testing for the css </w:delText>
        </w:r>
      </w:del>
    </w:p>
    <w:p w14:paraId="081E78E0" w14:textId="77777777" w:rsidR="00AD6DF4" w:rsidRDefault="00AD6DF4" w:rsidP="0001124C"/>
    <w:p w14:paraId="3F6A6AF0" w14:textId="48C6B737" w:rsidR="00AD6DF4" w:rsidRDefault="00AD6DF4" w:rsidP="0001124C">
      <w:r>
        <w:rPr>
          <w:rFonts w:ascii="Calibri" w:hAnsi="Calibri" w:cs="Calibri"/>
          <w:noProof/>
          <w:lang w:eastAsia="en-GB"/>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1866D160" w:rsidR="00AD6DF4" w:rsidRDefault="00833F6B" w:rsidP="0001124C">
      <w:ins w:id="79" w:author="humzah" w:date="2017-04-01T14:16:00Z">
        <w:r>
          <w:t>validation</w:t>
        </w:r>
      </w:ins>
      <w:del w:id="80" w:author="humzah" w:date="2017-04-01T14:16:00Z">
        <w:r w:rsidR="00AD6DF4" w:rsidDel="00833F6B">
          <w:delText>testing</w:delText>
        </w:r>
      </w:del>
      <w:r w:rsidR="00AD6DF4">
        <w:t xml:space="preserve"> of the homepage</w:t>
      </w:r>
    </w:p>
    <w:p w14:paraId="4BB79107" w14:textId="77777777" w:rsidR="00833F6B" w:rsidRDefault="00833F6B" w:rsidP="00833F6B">
      <w:pPr>
        <w:rPr>
          <w:ins w:id="81" w:author="humzah" w:date="2017-04-01T14:18:00Z"/>
        </w:rPr>
      </w:pPr>
      <w:ins w:id="82" w:author="humzah" w:date="2017-04-01T14:18:00Z">
        <w:r>
          <w:rPr>
            <w:rFonts w:ascii="Calibri" w:hAnsi="Calibri" w:cs="Calibri"/>
            <w:noProof/>
            <w:lang w:eastAsia="en-GB"/>
          </w:rPr>
          <w:lastRenderedPageBreak/>
          <w:drawing>
            <wp:inline distT="0" distB="0" distL="0" distR="0" wp14:anchorId="0F1ADB61" wp14:editId="145EC666">
              <wp:extent cx="527685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ins>
    </w:p>
    <w:p w14:paraId="5C43854B" w14:textId="77777777" w:rsidR="00833F6B" w:rsidRDefault="00833F6B" w:rsidP="00833F6B">
      <w:pPr>
        <w:rPr>
          <w:ins w:id="83" w:author="humzah" w:date="2017-04-01T14:18:00Z"/>
        </w:rPr>
      </w:pPr>
      <w:ins w:id="84" w:author="humzah" w:date="2017-04-01T14:18:00Z">
        <w:r>
          <w:rPr>
            <w:rFonts w:ascii="Calibri" w:hAnsi="Calibri" w:cs="Calibri"/>
            <w:noProof/>
            <w:lang w:eastAsia="en-GB"/>
          </w:rPr>
          <w:drawing>
            <wp:inline distT="0" distB="0" distL="0" distR="0" wp14:anchorId="12EDE656" wp14:editId="4BAA3C52">
              <wp:extent cx="527685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ins>
    </w:p>
    <w:p w14:paraId="255D8097" w14:textId="3A0829DD" w:rsidR="00833F6B" w:rsidRDefault="00833F6B" w:rsidP="00833F6B">
      <w:pPr>
        <w:rPr>
          <w:ins w:id="85" w:author="humzah" w:date="2017-04-01T14:18:00Z"/>
        </w:rPr>
      </w:pPr>
      <w:ins w:id="86" w:author="humzah" w:date="2017-04-01T14:18:00Z">
        <w:r>
          <w:t xml:space="preserve">validation for the settings </w:t>
        </w:r>
      </w:ins>
    </w:p>
    <w:p w14:paraId="61DDBEA0" w14:textId="77777777" w:rsidR="00AD6DF4" w:rsidRDefault="00AD6DF4" w:rsidP="0001124C"/>
    <w:p w14:paraId="3F8C3026" w14:textId="59B2D603" w:rsidR="00AD6DF4" w:rsidRDefault="00AD6DF4" w:rsidP="0001124C">
      <w:pPr>
        <w:rPr>
          <w:ins w:id="87" w:author="humzah" w:date="2017-04-01T14:17:00Z"/>
        </w:rPr>
      </w:pPr>
    </w:p>
    <w:p w14:paraId="3CC92634" w14:textId="0BCB6F10" w:rsidR="00833F6B" w:rsidRDefault="00833F6B">
      <w:pPr>
        <w:rPr>
          <w:ins w:id="88" w:author="humzah" w:date="2017-04-01T14:17:00Z"/>
        </w:rPr>
      </w:pPr>
      <w:ins w:id="89" w:author="humzah" w:date="2017-04-01T14:17:00Z">
        <w:r>
          <w:br w:type="page"/>
        </w:r>
      </w:ins>
    </w:p>
    <w:p w14:paraId="167067F2" w14:textId="7FC32B8E" w:rsidR="00833F6B" w:rsidRDefault="00833F6B" w:rsidP="0001124C">
      <w:ins w:id="90" w:author="humzah" w:date="2017-04-01T14:17:00Z">
        <w:r>
          <w:rPr>
            <w:rFonts w:ascii="Times New Roman" w:eastAsia="Times New Roman" w:hAnsi="Times New Roman" w:cs="Times New Roman"/>
            <w:b/>
            <w:sz w:val="36"/>
            <w:u w:val="single"/>
            <w:lang w:eastAsia="en-GB"/>
          </w:rPr>
          <w:lastRenderedPageBreak/>
          <w:t>Front end testing</w:t>
        </w:r>
      </w:ins>
    </w:p>
    <w:p w14:paraId="07571AFE" w14:textId="2AC1AFEE" w:rsidR="002C2915" w:rsidDel="00833F6B" w:rsidRDefault="00115F9F">
      <w:pPr>
        <w:rPr>
          <w:del w:id="91" w:author="humzah" w:date="2017-04-01T14:18:00Z"/>
        </w:rPr>
      </w:pPr>
      <w:r>
        <w:t xml:space="preserve"> </w:t>
      </w:r>
      <w:del w:id="92" w:author="humzah" w:date="2017-04-01T14:18:00Z">
        <w:r w:rsidR="00AD6DF4" w:rsidDel="00833F6B">
          <w:rPr>
            <w:rFonts w:ascii="Calibri" w:hAnsi="Calibri" w:cs="Calibri"/>
            <w:noProof/>
            <w:lang w:eastAsia="en-GB"/>
          </w:rPr>
          <w:drawing>
            <wp:inline distT="0" distB="0" distL="0" distR="0" wp14:anchorId="68E0D210" wp14:editId="13E7A0A8">
              <wp:extent cx="5276850" cy="1971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del>
    </w:p>
    <w:p w14:paraId="380B15A3" w14:textId="09FACE01" w:rsidR="00AD6DF4" w:rsidDel="00833F6B" w:rsidRDefault="00AD6DF4">
      <w:pPr>
        <w:rPr>
          <w:del w:id="93" w:author="humzah" w:date="2017-04-01T14:18:00Z"/>
        </w:rPr>
      </w:pPr>
      <w:del w:id="94" w:author="humzah" w:date="2017-04-01T14:18:00Z">
        <w:r w:rsidDel="00833F6B">
          <w:rPr>
            <w:rFonts w:ascii="Calibri" w:hAnsi="Calibri" w:cs="Calibri"/>
            <w:noProof/>
            <w:lang w:eastAsia="en-GB"/>
          </w:rPr>
          <w:drawing>
            <wp:inline distT="0" distB="0" distL="0" distR="0" wp14:anchorId="05B56080" wp14:editId="1A43D276">
              <wp:extent cx="5276850" cy="3038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del>
    </w:p>
    <w:p w14:paraId="0EC33BA5" w14:textId="2AC46731" w:rsidR="00AD6DF4" w:rsidRDefault="00AD6DF4">
      <w:del w:id="95" w:author="humzah" w:date="2017-04-01T14:18:00Z">
        <w:r w:rsidDel="00833F6B">
          <w:delText>test</w:delText>
        </w:r>
      </w:del>
      <w:del w:id="96" w:author="humzah" w:date="2017-04-01T14:17:00Z">
        <w:r w:rsidDel="00833F6B">
          <w:delText>ing</w:delText>
        </w:r>
      </w:del>
      <w:del w:id="97" w:author="humzah" w:date="2017-04-01T14:18:00Z">
        <w:r w:rsidDel="00833F6B">
          <w:delText xml:space="preserve"> for the settings </w:delText>
        </w:r>
      </w:del>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5D69057D" w:rsidR="007D48B2" w:rsidRDefault="002117A0" w:rsidP="0001124C">
      <w:pPr>
        <w:rPr>
          <w:ins w:id="98" w:author="humzah" w:date="2017-04-01T14:37:00Z"/>
        </w:rPr>
      </w:pPr>
      <w:r>
        <w:t xml:space="preserve">Front end register selenium ide  </w:t>
      </w:r>
    </w:p>
    <w:p w14:paraId="31EB0800" w14:textId="77777777" w:rsidR="007D48B2" w:rsidRDefault="007D48B2">
      <w:pPr>
        <w:rPr>
          <w:ins w:id="99" w:author="humzah" w:date="2017-04-01T14:39:00Z"/>
        </w:rPr>
      </w:pPr>
      <w:ins w:id="100" w:author="humzah" w:date="2017-04-01T14:37:00Z">
        <w:r>
          <w:rPr>
            <w:noProof/>
            <w:lang w:eastAsia="en-GB"/>
          </w:rPr>
          <w:lastRenderedPageBreak/>
          <w:drawing>
            <wp:inline distT="0" distB="0" distL="0" distR="0" wp14:anchorId="0096FA40" wp14:editId="5AEEA1D2">
              <wp:extent cx="5724525" cy="2945765"/>
              <wp:effectExtent l="0" t="0" r="0" b="698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729462" cy="2948306"/>
                      </a:xfrm>
                      <a:prstGeom prst="rect">
                        <a:avLst/>
                      </a:prstGeom>
                    </pic:spPr>
                  </pic:pic>
                </a:graphicData>
              </a:graphic>
            </wp:inline>
          </w:drawing>
        </w:r>
      </w:ins>
    </w:p>
    <w:p w14:paraId="209EC8CF" w14:textId="3717580D" w:rsidR="007D48B2" w:rsidRDefault="007D48B2" w:rsidP="007D48B2">
      <w:pPr>
        <w:rPr>
          <w:ins w:id="101" w:author="humzah" w:date="2017-04-01T14:39:00Z"/>
        </w:rPr>
      </w:pPr>
      <w:ins w:id="102" w:author="humzah" w:date="2017-04-01T14:39:00Z">
        <w:r>
          <w:t>Front end login</w:t>
        </w:r>
        <w:r>
          <w:t xml:space="preserve"> selenium ide  </w:t>
        </w:r>
      </w:ins>
    </w:p>
    <w:p w14:paraId="711212D2" w14:textId="78CC9C97" w:rsidR="002117A0" w:rsidRDefault="002117A0" w:rsidP="0001124C"/>
    <w:p w14:paraId="5EFB4F0F" w14:textId="77777777" w:rsidR="004433C2" w:rsidRDefault="004433C2" w:rsidP="0001124C"/>
    <w:p w14:paraId="6A14D67A" w14:textId="36F28424" w:rsidR="004433C2" w:rsidRDefault="00B73D32" w:rsidP="0001124C">
      <w:r>
        <w:rPr>
          <w:noProof/>
          <w:lang w:eastAsia="en-GB"/>
        </w:rPr>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mute) changes its icon and text from unmute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lastRenderedPageBreak/>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 xml:space="preserve">This test enters an incomplete keyword 'tag' in the product search bar. Tests if the result contains the correct product 'Tag </w:t>
      </w:r>
      <w:proofErr w:type="spellStart"/>
      <w:r w:rsidRPr="00B73D32">
        <w:t>Huer</w:t>
      </w:r>
      <w:proofErr w:type="spellEnd"/>
      <w:r w:rsidRPr="00B73D32">
        <w:t>'</w:t>
      </w:r>
    </w:p>
    <w:p w14:paraId="1170F7C3" w14:textId="77777777" w:rsidR="00B73D32" w:rsidRDefault="00B73D32" w:rsidP="00B73D32"/>
    <w:p w14:paraId="35DDAE23" w14:textId="194F7D3B" w:rsidR="00B73D32" w:rsidRDefault="00B73D32" w:rsidP="00B73D32">
      <w:r>
        <w:rPr>
          <w:noProof/>
          <w:lang w:eastAsia="en-GB"/>
        </w:rPr>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6E75BAA9" w14:textId="77777777" w:rsidR="00EC10EF" w:rsidRDefault="00EC10EF" w:rsidP="00B73D32">
      <w:pPr>
        <w:rPr>
          <w:ins w:id="103" w:author="humzah" w:date="2017-04-01T14:39:00Z"/>
        </w:rPr>
      </w:pPr>
      <w:ins w:id="104" w:author="humzah" w:date="2017-04-01T14:39:00Z">
        <w:r>
          <w:t>This is the test for redirecting users from the settings page buttons.</w:t>
        </w:r>
      </w:ins>
    </w:p>
    <w:p w14:paraId="1983F782" w14:textId="0BC061D4" w:rsidR="00B73D32" w:rsidRDefault="00B73D32" w:rsidP="00B73D32">
      <w:bookmarkStart w:id="105" w:name="_GoBack"/>
      <w:bookmarkEnd w:id="105"/>
      <w:r w:rsidRPr="00B73D32">
        <w:t>This test attempts to access a button on the settings pa</w:t>
      </w:r>
      <w:r w:rsidR="006E3D0D">
        <w:t>ge whilst not logged in, and t</w:t>
      </w:r>
      <w:r w:rsidRPr="00B73D32">
        <w:t>ests if the user is greeted with a redirect message upon attempted access.</w:t>
      </w:r>
    </w:p>
    <w:p w14:paraId="13FC7095" w14:textId="7593CA91" w:rsidR="009C793C" w:rsidRDefault="009C793C">
      <w:pPr>
        <w:rPr>
          <w:ins w:id="106" w:author="humzah" w:date="2017-04-01T14:26:00Z"/>
        </w:rPr>
      </w:pPr>
      <w:ins w:id="107" w:author="humzah" w:date="2017-04-01T14:26:00Z">
        <w:r>
          <w:br w:type="page"/>
        </w:r>
      </w:ins>
    </w:p>
    <w:p w14:paraId="3FD069DD" w14:textId="6CE27CF4" w:rsidR="009C793C" w:rsidRDefault="009C793C" w:rsidP="009C793C">
      <w:pPr>
        <w:rPr>
          <w:ins w:id="108" w:author="humzah" w:date="2017-04-01T14:26:00Z"/>
        </w:rPr>
      </w:pPr>
      <w:ins w:id="109" w:author="humzah" w:date="2017-04-01T14:26:00Z">
        <w:r>
          <w:rPr>
            <w:rFonts w:ascii="Times New Roman" w:eastAsia="Times New Roman" w:hAnsi="Times New Roman" w:cs="Times New Roman"/>
            <w:b/>
            <w:sz w:val="36"/>
            <w:u w:val="single"/>
            <w:lang w:eastAsia="en-GB"/>
          </w:rPr>
          <w:lastRenderedPageBreak/>
          <w:t>JavaScript unit testing</w:t>
        </w:r>
      </w:ins>
    </w:p>
    <w:p w14:paraId="41CF111D" w14:textId="47E09E1E" w:rsidR="00B73D32" w:rsidRDefault="00B73D32" w:rsidP="00B73D32">
      <w:pPr>
        <w:rPr>
          <w:ins w:id="110" w:author="humzah" w:date="2017-04-01T14:26:00Z"/>
        </w:rPr>
      </w:pPr>
    </w:p>
    <w:p w14:paraId="28D0329C" w14:textId="714418D7" w:rsidR="009C793C" w:rsidRDefault="009C793C" w:rsidP="009C793C">
      <w:pPr>
        <w:rPr>
          <w:ins w:id="111" w:author="humzah" w:date="2017-04-01T14:26:00Z"/>
        </w:rPr>
      </w:pPr>
      <w:ins w:id="112" w:author="humzah" w:date="2017-04-01T14:26:00Z">
        <w:r>
          <w:rPr>
            <w:rFonts w:ascii="Times New Roman" w:eastAsia="Times New Roman" w:hAnsi="Times New Roman" w:cs="Times New Roman"/>
            <w:b/>
            <w:sz w:val="36"/>
            <w:u w:val="single"/>
            <w:lang w:eastAsia="en-GB"/>
          </w:rPr>
          <w:t xml:space="preserve">PHP unit testing </w:t>
        </w:r>
      </w:ins>
    </w:p>
    <w:p w14:paraId="0F1EB9F2" w14:textId="77777777" w:rsidR="009C793C" w:rsidRPr="0001124C" w:rsidRDefault="009C793C" w:rsidP="00B73D32"/>
    <w:sectPr w:rsidR="009C793C"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15:restartNumberingAfterBreak="0">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15:restartNumberingAfterBreak="0">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umzah">
    <w15:presenceInfo w15:providerId="None" w15:userId="humz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82A05"/>
    <w:rsid w:val="00394129"/>
    <w:rsid w:val="004075A0"/>
    <w:rsid w:val="00434D06"/>
    <w:rsid w:val="004433C2"/>
    <w:rsid w:val="00455CCE"/>
    <w:rsid w:val="00457493"/>
    <w:rsid w:val="00473AFD"/>
    <w:rsid w:val="00484EE7"/>
    <w:rsid w:val="00487B0A"/>
    <w:rsid w:val="00491476"/>
    <w:rsid w:val="004C4B06"/>
    <w:rsid w:val="004E569D"/>
    <w:rsid w:val="005054DF"/>
    <w:rsid w:val="00511F4F"/>
    <w:rsid w:val="00524A74"/>
    <w:rsid w:val="005478C6"/>
    <w:rsid w:val="00554C87"/>
    <w:rsid w:val="00574373"/>
    <w:rsid w:val="005C080F"/>
    <w:rsid w:val="005E4F7D"/>
    <w:rsid w:val="005E6FFF"/>
    <w:rsid w:val="0063788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7D48B2"/>
    <w:rsid w:val="008072C0"/>
    <w:rsid w:val="00833F6B"/>
    <w:rsid w:val="00835300"/>
    <w:rsid w:val="00875668"/>
    <w:rsid w:val="00881144"/>
    <w:rsid w:val="008C3F0B"/>
    <w:rsid w:val="008C3FEB"/>
    <w:rsid w:val="008F33FC"/>
    <w:rsid w:val="00904948"/>
    <w:rsid w:val="00925C9F"/>
    <w:rsid w:val="009A140F"/>
    <w:rsid w:val="009C2788"/>
    <w:rsid w:val="009C32E5"/>
    <w:rsid w:val="009C793C"/>
    <w:rsid w:val="00A07665"/>
    <w:rsid w:val="00A23039"/>
    <w:rsid w:val="00A34378"/>
    <w:rsid w:val="00A37438"/>
    <w:rsid w:val="00A3773E"/>
    <w:rsid w:val="00A40DDB"/>
    <w:rsid w:val="00A943B8"/>
    <w:rsid w:val="00A957A0"/>
    <w:rsid w:val="00AA4B7E"/>
    <w:rsid w:val="00AD6DF4"/>
    <w:rsid w:val="00AF3414"/>
    <w:rsid w:val="00B05C7A"/>
    <w:rsid w:val="00B220D3"/>
    <w:rsid w:val="00B25D47"/>
    <w:rsid w:val="00B61CF8"/>
    <w:rsid w:val="00B65747"/>
    <w:rsid w:val="00B73D32"/>
    <w:rsid w:val="00B77B48"/>
    <w:rsid w:val="00B90915"/>
    <w:rsid w:val="00BC19CB"/>
    <w:rsid w:val="00C20AEE"/>
    <w:rsid w:val="00C32B0C"/>
    <w:rsid w:val="00C5352D"/>
    <w:rsid w:val="00C63735"/>
    <w:rsid w:val="00C66FEF"/>
    <w:rsid w:val="00C81DCD"/>
    <w:rsid w:val="00CD345E"/>
    <w:rsid w:val="00CF270B"/>
    <w:rsid w:val="00D051CC"/>
    <w:rsid w:val="00D05632"/>
    <w:rsid w:val="00D10401"/>
    <w:rsid w:val="00D46E51"/>
    <w:rsid w:val="00D75AFE"/>
    <w:rsid w:val="00D826C2"/>
    <w:rsid w:val="00D86F17"/>
    <w:rsid w:val="00DB6337"/>
    <w:rsid w:val="00DC114E"/>
    <w:rsid w:val="00DD36D1"/>
    <w:rsid w:val="00DD6D6D"/>
    <w:rsid w:val="00E33289"/>
    <w:rsid w:val="00E35716"/>
    <w:rsid w:val="00E50192"/>
    <w:rsid w:val="00E824F5"/>
    <w:rsid w:val="00E82CEC"/>
    <w:rsid w:val="00E878BA"/>
    <w:rsid w:val="00EA67AA"/>
    <w:rsid w:val="00EB6399"/>
    <w:rsid w:val="00EC10EF"/>
    <w:rsid w:val="00ED41BE"/>
    <w:rsid w:val="00ED749D"/>
    <w:rsid w:val="00ED7E2A"/>
    <w:rsid w:val="00EE53A9"/>
    <w:rsid w:val="00EF3DA4"/>
    <w:rsid w:val="00EF4C74"/>
    <w:rsid w:val="00F522F3"/>
    <w:rsid w:val="00F62661"/>
    <w:rsid w:val="00F70961"/>
    <w:rsid w:val="00FA3E8F"/>
    <w:rsid w:val="00FA524A"/>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 w:type="paragraph" w:styleId="BalloonText">
    <w:name w:val="Balloon Text"/>
    <w:basedOn w:val="Normal"/>
    <w:link w:val="BalloonTextChar"/>
    <w:uiPriority w:val="99"/>
    <w:semiHidden/>
    <w:unhideWhenUsed/>
    <w:rsid w:val="00457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4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1</Pages>
  <Words>1454</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humzah</cp:lastModifiedBy>
  <cp:revision>38</cp:revision>
  <dcterms:created xsi:type="dcterms:W3CDTF">2017-02-12T17:24:00Z</dcterms:created>
  <dcterms:modified xsi:type="dcterms:W3CDTF">2017-04-01T13:40:00Z</dcterms:modified>
</cp:coreProperties>
</file>